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/>
      </w:pPr>
      <w:bookmarkStart w:colFirst="0" w:colLast="0" w:name="_jibdr3xtqovf" w:id="0"/>
      <w:bookmarkEnd w:id="0"/>
      <w:ins w:author="Datta Reddy" w:id="0" w:date="2023-02-28T08:12:56Z">
        <w:r w:rsidDel="00000000" w:rsidR="00000000" w:rsidRPr="00000000">
          <w:rPr>
            <w:rtl w:val="0"/>
          </w:rPr>
          <w:t xml:space="preserve"> </w:t>
        </w:r>
      </w:ins>
      <w:r w:rsidDel="00000000" w:rsidR="00000000" w:rsidRPr="00000000">
        <w:rPr>
          <w:rtl w:val="0"/>
        </w:rPr>
        <w:t xml:space="preserve">Tableau Lecture 6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Table of content: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Table of content:</w:t>
            </w:r>
          </w:p>
          <w:p w:rsidR="00000000" w:rsidDel="00000000" w:rsidP="00000000" w:rsidRDefault="00000000" w:rsidRPr="00000000" w14:paraId="0000000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sdt>
            <w:sdtPr>
              <w:docPartObj>
                <w:docPartGallery w:val="Table of Contents"/>
                <w:docPartUnique w:val="1"/>
              </w:docPartObj>
            </w:sdtPr>
            <w:sdtContent>
              <w:p w:rsidR="00000000" w:rsidDel="00000000" w:rsidP="00000000" w:rsidRDefault="00000000" w:rsidRPr="00000000" w14:paraId="00000009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r w:rsidDel="00000000" w:rsidR="00000000" w:rsidRPr="00000000">
                  <w:fldChar w:fldCharType="begin"/>
                  <w:instrText xml:space="preserve"> TOC \h \u \z \n \t "Heading 1,1,Heading 2,2,Heading 3,3,Heading 4,4,Heading 5,5,Heading 6,6,"</w:instrText>
                  <w:fldChar w:fldCharType="separate"/>
                </w:r>
                <w:hyperlink w:anchor="_mp8uges9jk0y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Agenda: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A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5di2mk3s9nx2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Dataset used for the class: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B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p2rrsi27j8p0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Table Calculation: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C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5h4u0k1qsmyt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Understanding Various table calculations in Tableau: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D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j6ymgy9jhygs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Understanding Table and Pane Option in Tableau: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E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3qpye2f11hls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Business problem 1 -find percentage of total sales made per month for each year</w:t>
                  </w:r>
                </w:hyperlink>
                <w:r w:rsidDel="00000000" w:rsidR="00000000" w:rsidRPr="00000000">
                  <w:rPr>
                    <w:rtl w:val="0"/>
                  </w:rPr>
                </w:r>
              </w:p>
              <w:p w:rsidR="00000000" w:rsidDel="00000000" w:rsidP="00000000" w:rsidRDefault="00000000" w:rsidRPr="00000000" w14:paraId="0000000F">
                <w:pPr>
                  <w:widowControl w:val="0"/>
                  <w:spacing w:before="60" w:line="240" w:lineRule="auto"/>
                  <w:rPr>
                    <w:b w:val="0"/>
                    <w:color w:val="1155cc"/>
                    <w:u w:val="single"/>
                  </w:rPr>
                </w:pPr>
                <w:hyperlink w:anchor="_z0jda5oms9d4">
                  <w:r w:rsidDel="00000000" w:rsidR="00000000" w:rsidRPr="00000000">
                    <w:rPr>
                      <w:rFonts w:ascii="Arial" w:cs="Arial" w:eastAsia="Arial" w:hAnsi="Arial"/>
                      <w:b w:val="0"/>
                      <w:i w:val="0"/>
                      <w:smallCaps w:val="0"/>
                      <w:strike w:val="0"/>
                      <w:color w:val="1155cc"/>
                      <w:sz w:val="22"/>
                      <w:szCs w:val="22"/>
                      <w:u w:val="single"/>
                      <w:shd w:fill="auto" w:val="clear"/>
                      <w:vertAlign w:val="baseline"/>
                      <w:rtl w:val="0"/>
                    </w:rPr>
                    <w:t xml:space="preserve">Business problem 2-find percentage of total sales done across different categories for each quarter of the given year</w:t>
                  </w:r>
                </w:hyperlink>
                <w:r w:rsidDel="00000000" w:rsidR="00000000" w:rsidRPr="00000000">
                  <w:rPr>
                    <w:rtl w:val="0"/>
                  </w:rPr>
                </w:r>
                <w:r w:rsidDel="00000000" w:rsidR="00000000" w:rsidRPr="00000000">
                  <w:fldChar w:fldCharType="end"/>
                </w:r>
              </w:p>
            </w:sdtContent>
          </w:sdt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4"/>
        <w:rPr/>
      </w:pPr>
      <w:bookmarkStart w:colFirst="0" w:colLast="0" w:name="_mp8uges9jk0y" w:id="1"/>
      <w:bookmarkEnd w:id="1"/>
      <w:r w:rsidDel="00000000" w:rsidR="00000000" w:rsidRPr="00000000">
        <w:rPr>
          <w:rtl w:val="0"/>
        </w:rPr>
        <w:t xml:space="preserve">Agenda:</w:t>
      </w:r>
    </w:p>
    <w:p w:rsidR="00000000" w:rsidDel="00000000" w:rsidP="00000000" w:rsidRDefault="00000000" w:rsidRPr="00000000" w14:paraId="00000014">
      <w:pPr>
        <w:numPr>
          <w:ilvl w:val="0"/>
          <w:numId w:val="10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Quick Table Calculations</w:t>
      </w:r>
    </w:p>
    <w:p w:rsidR="00000000" w:rsidDel="00000000" w:rsidP="00000000" w:rsidRDefault="00000000" w:rsidRPr="00000000" w14:paraId="00000015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Indexing</w:t>
      </w:r>
    </w:p>
    <w:p w:rsidR="00000000" w:rsidDel="00000000" w:rsidP="00000000" w:rsidRDefault="00000000" w:rsidRPr="00000000" w14:paraId="00000016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Partitioning</w:t>
      </w:r>
    </w:p>
    <w:p w:rsidR="00000000" w:rsidDel="00000000" w:rsidP="00000000" w:rsidRDefault="00000000" w:rsidRPr="00000000" w14:paraId="00000017">
      <w:pPr>
        <w:pStyle w:val="Heading4"/>
        <w:rPr/>
      </w:pPr>
      <w:bookmarkStart w:colFirst="0" w:colLast="0" w:name="_5di2mk3s9nx2" w:id="2"/>
      <w:bookmarkEnd w:id="2"/>
      <w:r w:rsidDel="00000000" w:rsidR="00000000" w:rsidRPr="00000000">
        <w:rPr>
          <w:rtl w:val="0"/>
        </w:rPr>
        <w:t xml:space="preserve">Dataset used for the class:</w:t>
      </w:r>
    </w:p>
    <w:p w:rsidR="00000000" w:rsidDel="00000000" w:rsidP="00000000" w:rsidRDefault="00000000" w:rsidRPr="00000000" w14:paraId="00000018">
      <w:pPr>
        <w:rPr/>
      </w:pPr>
      <w:hyperlink r:id="rId6">
        <w:r w:rsidDel="00000000" w:rsidR="00000000" w:rsidRPr="00000000">
          <w:rPr>
            <w:color w:val="0000ee"/>
            <w:u w:val="single"/>
            <w:shd w:fill="auto" w:val="clear"/>
            <w:rtl w:val="0"/>
          </w:rPr>
          <w:t xml:space="preserve">Sample - Superstore-Main.xlsx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rPrChange w:author="Karthik Teja Mummareddi" w:id="1" w:date="2023-04-01T05:48:57Z">
                  <w:rPr/>
                </w:rPrChange>
              </w:rPr>
              <w:pPrChange w:author="Karthik Teja Mummareddi" w:id="0" w:date="2023-04-01T05:49:10Z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</w:pPr>
              </w:pPrChange>
            </w:pPr>
            <w:r w:rsidDel="00000000" w:rsidR="00000000" w:rsidRPr="00000000">
              <w:rPr>
                <w:b w:val="1"/>
                <w:rtl w:val="0"/>
                <w:rPrChange w:author="Karthik Teja Mummareddi" w:id="1" w:date="2023-04-01T05:48:57Z">
                  <w:rPr/>
                </w:rPrChange>
              </w:rPr>
              <w:t xml:space="preserve">Quick Table function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rPrChange w:author="Karthik Teja Mummareddi" w:id="3" w:date="2023-04-01T05:49:01Z">
                  <w:rPr/>
                </w:rPrChange>
              </w:rPr>
              <w:pPrChange w:author="Karthik Teja Mummareddi" w:id="0" w:date="2023-04-01T05:49:15Z">
                <w:pPr>
                  <w:keepNext w:val="0"/>
                  <w:keepLines w:val="0"/>
                  <w:pageBreakBefore w:val="0"/>
                  <w:widowControl w:val="0"/>
                  <w:pBdr>
                    <w:top w:space="0" w:sz="0" w:val="nil"/>
                    <w:left w:space="0" w:sz="0" w:val="nil"/>
                    <w:bottom w:space="0" w:sz="0" w:val="nil"/>
                    <w:right w:space="0" w:sz="0" w:val="nil"/>
                    <w:between w:space="0" w:sz="0" w:val="nil"/>
                  </w:pBdr>
                  <w:shd w:fill="auto" w:val="clear"/>
                  <w:spacing w:after="0" w:before="0" w:line="240" w:lineRule="auto"/>
                  <w:ind w:left="0" w:right="0" w:firstLine="0"/>
                  <w:jc w:val="left"/>
                </w:pPr>
              </w:pPrChange>
            </w:pPr>
            <w:r w:rsidDel="00000000" w:rsidR="00000000" w:rsidRPr="00000000">
              <w:rPr>
                <w:b w:val="1"/>
                <w:rtl w:val="0"/>
                <w:rPrChange w:author="Karthik Teja Mummareddi" w:id="3" w:date="2023-04-01T05:49:01Z">
                  <w:rPr/>
                </w:rPrChange>
              </w:rPr>
              <w:t xml:space="preserve">Business Use case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Running total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Sales org where they want to calculate sales till date/quarter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Difference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Comparative growth : year on year sales, day to day sales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Percent of difference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Year on year growth percentage or day to day</w:t>
            </w:r>
          </w:p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When we have to do comparison across all data points: best performing region, most revenue earning business division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Moving average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Metric smoothening, minimizing impact of one outlier/erroneous data point</w:t>
            </w:r>
          </w:p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4"/>
        <w:rPr/>
      </w:pPr>
      <w:bookmarkStart w:colFirst="0" w:colLast="0" w:name="_p2rrsi27j8p0" w:id="3"/>
      <w:bookmarkEnd w:id="3"/>
      <w:r w:rsidDel="00000000" w:rsidR="00000000" w:rsidRPr="00000000">
        <w:rPr>
          <w:rtl w:val="0"/>
        </w:rPr>
        <w:t xml:space="preserve">Table Calculation:</w:t>
      </w:r>
    </w:p>
    <w:p w:rsidR="00000000" w:rsidDel="00000000" w:rsidP="00000000" w:rsidRDefault="00000000" w:rsidRPr="00000000" w14:paraId="0000002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color w:val="333333"/>
          <w:sz w:val="24"/>
          <w:szCs w:val="24"/>
          <w:rtl w:val="0"/>
        </w:rPr>
        <w:t xml:space="preserve">Quick table calculations allow you to quickly apply a common table calculation to your visualization using the most typical settings for that calculation type.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4"/>
        <w:rPr/>
      </w:pPr>
      <w:bookmarkStart w:colFirst="0" w:colLast="0" w:name="_uxqedwubcsda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4"/>
        <w:rPr/>
      </w:pPr>
      <w:bookmarkStart w:colFirst="0" w:colLast="0" w:name="_5h4u0k1qsmyt" w:id="5"/>
      <w:bookmarkEnd w:id="5"/>
      <w:r w:rsidDel="00000000" w:rsidR="00000000" w:rsidRPr="00000000">
        <w:rPr>
          <w:rtl w:val="0"/>
        </w:rPr>
        <w:t xml:space="preserve">Understanding Various table calculations in Tableau: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Step-1: Create a view by dragging category and subcategory to rows</w:t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Step-2: Drag sales to text Mark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rtl w:val="0"/>
        </w:rPr>
        <w:t xml:space="preserve">Step-3: We will now use the Quick table calculations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4671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Step-3: We can now see the </w:t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cumulative SUM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Step-3: Drag the sales column again to “Text” Mark and you can see actual sales and cumulative sales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let’s say we want to restart cumulative calculation at the start of each category. We can achieve this by following steps: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Step-4: Click on the drop-down of sales with calculated field and go to “</w:t>
      </w:r>
      <w:r w:rsidDel="00000000" w:rsidR="00000000" w:rsidRPr="00000000">
        <w:rPr>
          <w:b w:val="1"/>
          <w:rtl w:val="0"/>
        </w:rPr>
        <w:t xml:space="preserve">Compute Using</w:t>
      </w:r>
      <w:r w:rsidDel="00000000" w:rsidR="00000000" w:rsidRPr="00000000">
        <w:rPr>
          <w:rtl w:val="0"/>
        </w:rPr>
        <w:t xml:space="preserve">” and then select “Pane Down”</w:t>
      </w:r>
    </w:p>
    <w:p w:rsidR="00000000" w:rsidDel="00000000" w:rsidP="00000000" w:rsidRDefault="00000000" w:rsidRPr="00000000" w14:paraId="0000004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4"/>
        <w:rPr/>
      </w:pPr>
      <w:bookmarkStart w:colFirst="0" w:colLast="0" w:name="_j6ymgy9jhygs" w:id="6"/>
      <w:bookmarkEnd w:id="6"/>
      <w:r w:rsidDel="00000000" w:rsidR="00000000" w:rsidRPr="00000000">
        <w:rPr>
          <w:rtl w:val="0"/>
        </w:rPr>
        <w:t xml:space="preserve">Understanding Table and Pane Option in Tableau: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the previous option, you have seen options like Table(down),pane(down), Pane(Across then down), Pane (down the across). We are now going to understand this in detail.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In the previous option, you have seen options like Table(down) andpane(down). We are now going to understand this in detail.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Down </w:t>
      </w:r>
      <w:r w:rsidDel="00000000" w:rsidR="00000000" w:rsidRPr="00000000">
        <w:rPr>
          <w:rtl w:val="0"/>
        </w:rPr>
        <w:t xml:space="preserve">and </w:t>
      </w:r>
      <w:r w:rsidDel="00000000" w:rsidR="00000000" w:rsidRPr="00000000">
        <w:rPr>
          <w:b w:val="1"/>
          <w:rtl w:val="0"/>
        </w:rPr>
        <w:t xml:space="preserve">Across </w:t>
      </w:r>
      <w:r w:rsidDel="00000000" w:rsidR="00000000" w:rsidRPr="00000000">
        <w:rPr>
          <w:rtl w:val="0"/>
        </w:rPr>
        <w:t xml:space="preserve">are used to determine indexing. Indexing refers to assigning a relative position to a value compared to other values. Let’s understand through a demonstration.</w:t>
      </w:r>
    </w:p>
    <w:p w:rsidR="00000000" w:rsidDel="00000000" w:rsidP="00000000" w:rsidRDefault="00000000" w:rsidRPr="00000000" w14:paraId="0000005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Let’s create a table by dragging </w:t>
      </w:r>
      <w:r w:rsidDel="00000000" w:rsidR="00000000" w:rsidRPr="00000000">
        <w:rPr>
          <w:b w:val="1"/>
          <w:rtl w:val="0"/>
        </w:rPr>
        <w:t xml:space="preserve">category, sub-category to rows and Region to column</w:t>
      </w:r>
    </w:p>
    <w:p w:rsidR="00000000" w:rsidDel="00000000" w:rsidP="00000000" w:rsidRDefault="00000000" w:rsidRPr="00000000" w14:paraId="00000058">
      <w:pPr>
        <w:ind w:left="0" w:firstLine="0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721100"/>
            <wp:effectExtent b="0" l="0" r="0" t="0"/>
            <wp:docPr id="2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8"/>
        </w:numPr>
        <w:ind w:left="720" w:hanging="360"/>
        <w:rPr/>
      </w:pPr>
      <w:r w:rsidDel="00000000" w:rsidR="00000000" w:rsidRPr="00000000">
        <w:rPr>
          <w:rtl w:val="0"/>
        </w:rPr>
        <w:t xml:space="preserve">Now we will create index using calculated field</w:t>
      </w:r>
    </w:p>
    <w:p w:rsidR="00000000" w:rsidDel="00000000" w:rsidP="00000000" w:rsidRDefault="00000000" w:rsidRPr="00000000" w14:paraId="0000005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we will drag index to the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can see index are assigned to each value</w:t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we will go to “compute using” option and then we can play around with various options</w:t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rPr/>
      </w:pPr>
      <w:bookmarkStart w:colFirst="0" w:colLast="0" w:name="_u4fasehs3qgi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4"/>
        <w:widowControl w:val="0"/>
        <w:spacing w:after="240" w:line="276" w:lineRule="auto"/>
        <w:rPr/>
      </w:pPr>
      <w:bookmarkStart w:colFirst="0" w:colLast="0" w:name="_3qpye2f11hls" w:id="8"/>
      <w:bookmarkEnd w:id="8"/>
      <w:r w:rsidDel="00000000" w:rsidR="00000000" w:rsidRPr="00000000">
        <w:rPr>
          <w:b w:val="1"/>
          <w:rtl w:val="0"/>
        </w:rPr>
        <w:t xml:space="preserve">Business problem 1</w:t>
      </w:r>
      <w:r w:rsidDel="00000000" w:rsidR="00000000" w:rsidRPr="00000000">
        <w:rPr>
          <w:rtl w:val="0"/>
        </w:rPr>
        <w:t xml:space="preserve"> -find percentage of total sales made per month for each year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Solution-1: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tabular view by dragging order date (and convert it into month) to rows and order date (and convert it to year) to columns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Drag the sales to text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2933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numPr>
          <w:ilvl w:val="0"/>
          <w:numId w:val="1"/>
        </w:numPr>
        <w:spacing w:line="240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0"/>
        </w:rPr>
        <w:t xml:space="preserve">We will change it from across the table to the entire table</w:t>
      </w:r>
    </w:p>
    <w:p w:rsidR="00000000" w:rsidDel="00000000" w:rsidP="00000000" w:rsidRDefault="00000000" w:rsidRPr="00000000" w14:paraId="00000082">
      <w:pPr>
        <w:widowControl w:val="0"/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0"/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4"/>
        <w:widowControl w:val="0"/>
        <w:spacing w:after="240" w:line="276" w:lineRule="auto"/>
        <w:rPr/>
      </w:pPr>
      <w:bookmarkStart w:colFirst="0" w:colLast="0" w:name="_z0jda5oms9d4" w:id="9"/>
      <w:bookmarkEnd w:id="9"/>
      <w:r w:rsidDel="00000000" w:rsidR="00000000" w:rsidRPr="00000000">
        <w:rPr>
          <w:b w:val="1"/>
          <w:rtl w:val="0"/>
        </w:rPr>
        <w:t xml:space="preserve">Business problem 2</w:t>
      </w:r>
      <w:r w:rsidDel="00000000" w:rsidR="00000000" w:rsidRPr="00000000">
        <w:rPr>
          <w:rtl w:val="0"/>
        </w:rPr>
        <w:t xml:space="preserve">-find percentage of total sales done across different categories for each quarter of the given year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Solution-1: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a tabular view with year and quarter in rows and category in column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We will now convert it into percentage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will now show the sub total and row wise percentage by using analysis tool at the top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211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4"/>
        <w:rPr>
          <w:color w:val="000000"/>
        </w:rPr>
      </w:pPr>
      <w:bookmarkStart w:colFirst="0" w:colLast="0" w:name="_kbthf67gff9z" w:id="10"/>
      <w:bookmarkEnd w:id="10"/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20" Type="http://schemas.openxmlformats.org/officeDocument/2006/relationships/image" Target="media/image25.png"/><Relationship Id="rId22" Type="http://schemas.openxmlformats.org/officeDocument/2006/relationships/image" Target="media/image30.png"/><Relationship Id="rId21" Type="http://schemas.openxmlformats.org/officeDocument/2006/relationships/image" Target="media/image21.png"/><Relationship Id="rId24" Type="http://schemas.openxmlformats.org/officeDocument/2006/relationships/image" Target="media/image33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6" Type="http://schemas.openxmlformats.org/officeDocument/2006/relationships/image" Target="media/image24.png"/><Relationship Id="rId25" Type="http://schemas.openxmlformats.org/officeDocument/2006/relationships/image" Target="media/image3.png"/><Relationship Id="rId28" Type="http://schemas.openxmlformats.org/officeDocument/2006/relationships/image" Target="media/image6.png"/><Relationship Id="rId27" Type="http://schemas.openxmlformats.org/officeDocument/2006/relationships/image" Target="media/image16.png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sM1Kjgy99k2tHBtKP5OXcpQLz7SC5yGr/edit?usp=sharing&amp;ouid=107681937864127182413&amp;rtpof=true&amp;sd=true" TargetMode="External"/><Relationship Id="rId29" Type="http://schemas.openxmlformats.org/officeDocument/2006/relationships/image" Target="media/image19.png"/><Relationship Id="rId7" Type="http://schemas.openxmlformats.org/officeDocument/2006/relationships/image" Target="media/image10.png"/><Relationship Id="rId8" Type="http://schemas.openxmlformats.org/officeDocument/2006/relationships/image" Target="media/image7.png"/><Relationship Id="rId31" Type="http://schemas.openxmlformats.org/officeDocument/2006/relationships/image" Target="media/image1.png"/><Relationship Id="rId30" Type="http://schemas.openxmlformats.org/officeDocument/2006/relationships/image" Target="media/image12.png"/><Relationship Id="rId11" Type="http://schemas.openxmlformats.org/officeDocument/2006/relationships/hyperlink" Target="https://mathworld.wolfram.com/CumulativeSum.html" TargetMode="External"/><Relationship Id="rId33" Type="http://schemas.openxmlformats.org/officeDocument/2006/relationships/image" Target="media/image28.png"/><Relationship Id="rId10" Type="http://schemas.openxmlformats.org/officeDocument/2006/relationships/image" Target="media/image4.png"/><Relationship Id="rId32" Type="http://schemas.openxmlformats.org/officeDocument/2006/relationships/image" Target="media/image27.png"/><Relationship Id="rId13" Type="http://schemas.openxmlformats.org/officeDocument/2006/relationships/image" Target="media/image9.png"/><Relationship Id="rId35" Type="http://schemas.openxmlformats.org/officeDocument/2006/relationships/image" Target="media/image2.png"/><Relationship Id="rId12" Type="http://schemas.openxmlformats.org/officeDocument/2006/relationships/image" Target="media/image13.png"/><Relationship Id="rId34" Type="http://schemas.openxmlformats.org/officeDocument/2006/relationships/image" Target="media/image29.png"/><Relationship Id="rId15" Type="http://schemas.openxmlformats.org/officeDocument/2006/relationships/image" Target="media/image17.png"/><Relationship Id="rId37" Type="http://schemas.openxmlformats.org/officeDocument/2006/relationships/image" Target="media/image8.png"/><Relationship Id="rId14" Type="http://schemas.openxmlformats.org/officeDocument/2006/relationships/image" Target="media/image11.png"/><Relationship Id="rId36" Type="http://schemas.openxmlformats.org/officeDocument/2006/relationships/image" Target="media/image26.png"/><Relationship Id="rId17" Type="http://schemas.openxmlformats.org/officeDocument/2006/relationships/image" Target="media/image32.png"/><Relationship Id="rId39" Type="http://schemas.openxmlformats.org/officeDocument/2006/relationships/image" Target="media/image15.png"/><Relationship Id="rId16" Type="http://schemas.openxmlformats.org/officeDocument/2006/relationships/image" Target="media/image14.png"/><Relationship Id="rId38" Type="http://schemas.openxmlformats.org/officeDocument/2006/relationships/image" Target="media/image22.png"/><Relationship Id="rId19" Type="http://schemas.openxmlformats.org/officeDocument/2006/relationships/image" Target="media/image20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