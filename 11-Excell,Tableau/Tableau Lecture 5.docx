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ins w:author="Pradeep Argalmani" w:id="0" w:date="2023-03-25T04:55:38Z"/>
        </w:rPr>
      </w:pPr>
      <w:ins w:author="Pradeep Argalmani" w:id="0" w:date="2023-03-25T04:55:38Z">
        <w:bookmarkStart w:colFirst="0" w:colLast="0" w:name="_ip80r5qkkguy" w:id="0"/>
        <w:bookmarkEnd w:id="0"/>
        <w:r w:rsidDel="00000000" w:rsidR="00000000" w:rsidRPr="00000000">
          <w:rPr>
            <w:rtl w:val="0"/>
          </w:rPr>
        </w:r>
      </w:ins>
    </w:p>
    <w:p w:rsidR="00000000" w:rsidDel="00000000" w:rsidP="00000000" w:rsidRDefault="00000000" w:rsidRPr="00000000" w14:paraId="00000002">
      <w:pPr>
        <w:pStyle w:val="Title"/>
        <w:jc w:val="center"/>
        <w:rPr/>
      </w:pPr>
      <w:bookmarkStart w:colFirst="0" w:colLast="0" w:name="_jibdr3xtqovf" w:id="1"/>
      <w:bookmarkEnd w:id="1"/>
      <w:r w:rsidDel="00000000" w:rsidR="00000000" w:rsidRPr="00000000">
        <w:rPr>
          <w:rtl w:val="0"/>
        </w:rPr>
        <w:t xml:space="preserve">Tableau Lecture 5</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Table of content:</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of content:</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A">
                <w:pPr>
                  <w:widowControl w:val="0"/>
                  <w:spacing w:before="60" w:line="240" w:lineRule="auto"/>
                  <w:rPr>
                    <w:b w:val="0"/>
                    <w:color w:val="1155cc"/>
                    <w:u w:val="single"/>
                  </w:rPr>
                </w:pPr>
                <w:r w:rsidDel="00000000" w:rsidR="00000000" w:rsidRPr="00000000">
                  <w:fldChar w:fldCharType="begin"/>
                  <w:instrText xml:space="preserve"> TOC \h \u \z \n \t "Heading 1,1,Heading 2,2,Heading 3,3,Heading 4,4,Heading 5,5,Heading 6,6,"</w:instrText>
                  <w:fldChar w:fldCharType="separate"/>
                </w:r>
                <w:hyperlink w:anchor="_mp8uges9jk0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Agenda:</w:t>
                  </w:r>
                </w:hyperlink>
                <w:r w:rsidDel="00000000" w:rsidR="00000000" w:rsidRPr="00000000">
                  <w:rPr>
                    <w:rtl w:val="0"/>
                  </w:rPr>
                </w:r>
              </w:p>
              <w:p w:rsidR="00000000" w:rsidDel="00000000" w:rsidP="00000000" w:rsidRDefault="00000000" w:rsidRPr="00000000" w14:paraId="0000000B">
                <w:pPr>
                  <w:widowControl w:val="0"/>
                  <w:spacing w:before="60" w:line="240" w:lineRule="auto"/>
                  <w:rPr>
                    <w:b w:val="0"/>
                    <w:color w:val="1155cc"/>
                    <w:u w:val="single"/>
                  </w:rPr>
                </w:pPr>
                <w:hyperlink w:anchor="_5di2mk3s9nx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Dataset used for the class:</w:t>
                  </w:r>
                </w:hyperlink>
                <w:r w:rsidDel="00000000" w:rsidR="00000000" w:rsidRPr="00000000">
                  <w:rPr>
                    <w:rtl w:val="0"/>
                  </w:rPr>
                </w:r>
              </w:p>
              <w:p w:rsidR="00000000" w:rsidDel="00000000" w:rsidP="00000000" w:rsidRDefault="00000000" w:rsidRPr="00000000" w14:paraId="0000000C">
                <w:pPr>
                  <w:widowControl w:val="0"/>
                  <w:spacing w:before="60" w:line="240" w:lineRule="auto"/>
                  <w:rPr>
                    <w:b w:val="0"/>
                    <w:color w:val="1155cc"/>
                    <w:u w:val="single"/>
                  </w:rPr>
                </w:pPr>
                <w:hyperlink w:anchor="_wqnudyipuxr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1: Allow users to select the field against which they want to compare the sales value.</w:t>
                  </w:r>
                </w:hyperlink>
                <w:r w:rsidDel="00000000" w:rsidR="00000000" w:rsidRPr="00000000">
                  <w:rPr>
                    <w:rtl w:val="0"/>
                  </w:rPr>
                </w:r>
              </w:p>
              <w:p w:rsidR="00000000" w:rsidDel="00000000" w:rsidP="00000000" w:rsidRDefault="00000000" w:rsidRPr="00000000" w14:paraId="0000000D">
                <w:pPr>
                  <w:widowControl w:val="0"/>
                  <w:spacing w:before="60" w:line="240" w:lineRule="auto"/>
                  <w:rPr>
                    <w:b w:val="0"/>
                    <w:color w:val="1155cc"/>
                    <w:u w:val="single"/>
                  </w:rPr>
                </w:pPr>
                <w:hyperlink w:anchor="_4gebz1l93mwo">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Level of Details:</w:t>
                  </w:r>
                </w:hyperlink>
                <w:r w:rsidDel="00000000" w:rsidR="00000000" w:rsidRPr="00000000">
                  <w:rPr>
                    <w:rtl w:val="0"/>
                  </w:rPr>
                </w:r>
              </w:p>
              <w:p w:rsidR="00000000" w:rsidDel="00000000" w:rsidP="00000000" w:rsidRDefault="00000000" w:rsidRPr="00000000" w14:paraId="0000000E">
                <w:pPr>
                  <w:widowControl w:val="0"/>
                  <w:spacing w:before="60" w:line="240" w:lineRule="auto"/>
                  <w:rPr>
                    <w:b w:val="0"/>
                    <w:color w:val="1155cc"/>
                    <w:u w:val="single"/>
                  </w:rPr>
                </w:pPr>
                <w:hyperlink w:anchor="_4gz7714mtsfm">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Problem-2: Create  an executive summary report to show following fields: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pStyle w:val="Heading4"/>
        <w:rPr/>
      </w:pPr>
      <w:bookmarkStart w:colFirst="0" w:colLast="0" w:name="_mp8uges9jk0y" w:id="2"/>
      <w:bookmarkEnd w:id="2"/>
      <w:r w:rsidDel="00000000" w:rsidR="00000000" w:rsidRPr="00000000">
        <w:rPr>
          <w:rtl w:val="0"/>
        </w:rPr>
        <w:t xml:space="preserve">Agenda:</w:t>
      </w:r>
    </w:p>
    <w:p w:rsidR="00000000" w:rsidDel="00000000" w:rsidP="00000000" w:rsidRDefault="00000000" w:rsidRPr="00000000" w14:paraId="00000013">
      <w:pPr>
        <w:numPr>
          <w:ilvl w:val="0"/>
          <w:numId w:val="2"/>
        </w:numPr>
        <w:ind w:left="720" w:hanging="360"/>
        <w:rPr>
          <w:sz w:val="24"/>
          <w:szCs w:val="24"/>
        </w:rPr>
      </w:pPr>
      <w:r w:rsidDel="00000000" w:rsidR="00000000" w:rsidRPr="00000000">
        <w:rPr>
          <w:rtl w:val="0"/>
        </w:rPr>
        <w:t xml:space="preserve">Dynamic filtering using parameters and calculated field</w:t>
      </w:r>
    </w:p>
    <w:p w:rsidR="00000000" w:rsidDel="00000000" w:rsidP="00000000" w:rsidRDefault="00000000" w:rsidRPr="00000000" w14:paraId="00000014">
      <w:pPr>
        <w:numPr>
          <w:ilvl w:val="0"/>
          <w:numId w:val="2"/>
        </w:numPr>
        <w:ind w:left="720" w:hanging="360"/>
        <w:rPr>
          <w:u w:val="none"/>
        </w:rPr>
      </w:pPr>
      <w:r w:rsidDel="00000000" w:rsidR="00000000" w:rsidRPr="00000000">
        <w:rPr>
          <w:rtl w:val="0"/>
        </w:rPr>
        <w:t xml:space="preserve">Granularity in data</w:t>
      </w:r>
    </w:p>
    <w:p w:rsidR="00000000" w:rsidDel="00000000" w:rsidP="00000000" w:rsidRDefault="00000000" w:rsidRPr="00000000" w14:paraId="00000015">
      <w:pPr>
        <w:numPr>
          <w:ilvl w:val="0"/>
          <w:numId w:val="2"/>
        </w:numPr>
        <w:ind w:left="720" w:hanging="360"/>
      </w:pPr>
      <w:r w:rsidDel="00000000" w:rsidR="00000000" w:rsidRPr="00000000">
        <w:rPr>
          <w:rtl w:val="0"/>
        </w:rPr>
        <w:t xml:space="preserve">Hierarchy</w:t>
      </w:r>
    </w:p>
    <w:p w:rsidR="00000000" w:rsidDel="00000000" w:rsidP="00000000" w:rsidRDefault="00000000" w:rsidRPr="00000000" w14:paraId="00000016">
      <w:pPr>
        <w:numPr>
          <w:ilvl w:val="0"/>
          <w:numId w:val="2"/>
        </w:numPr>
        <w:ind w:left="720" w:hanging="360"/>
        <w:rPr>
          <w:u w:val="none"/>
        </w:rPr>
      </w:pPr>
      <w:r w:rsidDel="00000000" w:rsidR="00000000" w:rsidRPr="00000000">
        <w:rPr>
          <w:rtl w:val="0"/>
        </w:rPr>
        <w:t xml:space="preserve">Level of details</w:t>
      </w:r>
      <w:r w:rsidDel="00000000" w:rsidR="00000000" w:rsidRPr="00000000">
        <w:rPr>
          <w:rtl w:val="0"/>
        </w:rPr>
      </w:r>
    </w:p>
    <w:p w:rsidR="00000000" w:rsidDel="00000000" w:rsidP="00000000" w:rsidRDefault="00000000" w:rsidRPr="00000000" w14:paraId="00000017">
      <w:pPr>
        <w:pStyle w:val="Heading4"/>
        <w:rPr/>
      </w:pPr>
      <w:bookmarkStart w:colFirst="0" w:colLast="0" w:name="_5di2mk3s9nx2" w:id="3"/>
      <w:bookmarkEnd w:id="3"/>
      <w:r w:rsidDel="00000000" w:rsidR="00000000" w:rsidRPr="00000000">
        <w:rPr>
          <w:rtl w:val="0"/>
        </w:rPr>
        <w:t xml:space="preserve">Dataset used for the class:</w:t>
      </w:r>
    </w:p>
    <w:p w:rsidR="00000000" w:rsidDel="00000000" w:rsidP="00000000" w:rsidRDefault="00000000" w:rsidRPr="00000000" w14:paraId="00000018">
      <w:pPr>
        <w:rPr/>
      </w:pPr>
      <w:hyperlink r:id="rId7">
        <w:r w:rsidDel="00000000" w:rsidR="00000000" w:rsidRPr="00000000">
          <w:rPr>
            <w:color w:val="0000ee"/>
            <w:u w:val="single"/>
            <w:shd w:fill="auto" w:val="clear"/>
            <w:rtl w:val="0"/>
          </w:rPr>
          <w:t xml:space="preserve">Sample - Superstore-Main.xlsx</w:t>
        </w:r>
      </w:hyperlink>
      <w:r w:rsidDel="00000000" w:rsidR="00000000" w:rsidRPr="00000000">
        <w:rPr>
          <w:rtl w:val="0"/>
        </w:rPr>
      </w:r>
    </w:p>
    <w:p w:rsidR="00000000" w:rsidDel="00000000" w:rsidP="00000000" w:rsidRDefault="00000000" w:rsidRPr="00000000" w14:paraId="00000019">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1A">
      <w:pPr>
        <w:ind w:left="0" w:firstLine="0"/>
        <w:rPr/>
      </w:pPr>
      <w:r w:rsidDel="00000000" w:rsidR="00000000" w:rsidRPr="00000000">
        <w:rPr>
          <w:rtl w:val="0"/>
        </w:rPr>
      </w:r>
    </w:p>
    <w:p w:rsidR="00000000" w:rsidDel="00000000" w:rsidP="00000000" w:rsidRDefault="00000000" w:rsidRPr="00000000" w14:paraId="0000001B">
      <w:pPr>
        <w:pStyle w:val="Heading4"/>
        <w:rPr/>
      </w:pPr>
      <w:bookmarkStart w:colFirst="0" w:colLast="0" w:name="_wqnudyipuxr9" w:id="4"/>
      <w:bookmarkEnd w:id="4"/>
      <w:r w:rsidDel="00000000" w:rsidR="00000000" w:rsidRPr="00000000">
        <w:rPr>
          <w:rtl w:val="0"/>
        </w:rPr>
        <w:t xml:space="preserve">Business problem 1: Allow users to select the field against which they want to compare the sales value.</w:t>
      </w:r>
    </w:p>
    <w:p w:rsidR="00000000" w:rsidDel="00000000" w:rsidP="00000000" w:rsidRDefault="00000000" w:rsidRPr="00000000" w14:paraId="0000001C">
      <w:pPr>
        <w:numPr>
          <w:ilvl w:val="0"/>
          <w:numId w:val="3"/>
        </w:numPr>
        <w:ind w:left="720" w:hanging="360"/>
      </w:pPr>
      <w:r w:rsidDel="00000000" w:rsidR="00000000" w:rsidRPr="00000000">
        <w:rPr>
          <w:color w:val="202124"/>
          <w:sz w:val="24"/>
          <w:szCs w:val="24"/>
          <w:highlight w:val="white"/>
          <w:rtl w:val="0"/>
        </w:rPr>
        <w:t xml:space="preserve">Business context:</w:t>
      </w:r>
    </w:p>
    <w:p w:rsidR="00000000" w:rsidDel="00000000" w:rsidP="00000000" w:rsidRDefault="00000000" w:rsidRPr="00000000" w14:paraId="0000001D">
      <w:pPr>
        <w:numPr>
          <w:ilvl w:val="0"/>
          <w:numId w:val="3"/>
        </w:numPr>
        <w:ind w:left="720" w:hanging="360"/>
        <w:rPr>
          <w:color w:val="202124"/>
          <w:sz w:val="24"/>
          <w:szCs w:val="24"/>
          <w:highlight w:val="white"/>
        </w:rPr>
      </w:pPr>
      <w:r w:rsidDel="00000000" w:rsidR="00000000" w:rsidRPr="00000000">
        <w:rPr>
          <w:color w:val="202124"/>
          <w:sz w:val="24"/>
          <w:szCs w:val="24"/>
          <w:highlight w:val="white"/>
          <w:rtl w:val="0"/>
        </w:rPr>
        <w:t xml:space="preserve">Steps to do getting the dynamic visualization:</w:t>
      </w:r>
    </w:p>
    <w:p w:rsidR="00000000" w:rsidDel="00000000" w:rsidP="00000000" w:rsidRDefault="00000000" w:rsidRPr="00000000" w14:paraId="0000001E">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Step-1: go to create parameter - “chosen dimension”</w:t>
      </w: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3721100"/>
            <wp:effectExtent b="0" l="0" r="0" t="0"/>
            <wp:docPr id="37"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3721100"/>
            <wp:effectExtent b="0" l="0" r="0" t="0"/>
            <wp:docPr id="32"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Step-2: Change the data type to “String”</w:t>
      </w: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943600" cy="3721100"/>
            <wp:effectExtent b="0" l="0" r="0" t="0"/>
            <wp:docPr id="36" name="image40.png"/>
            <a:graphic>
              <a:graphicData uri="http://schemas.openxmlformats.org/drawingml/2006/picture">
                <pic:pic>
                  <pic:nvPicPr>
                    <pic:cNvPr id="0" name="image40.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Step-3: Change the allowable values to ‘list’</w:t>
      </w:r>
      <w:r w:rsidDel="00000000" w:rsidR="00000000" w:rsidRPr="00000000">
        <w:rPr>
          <w:rtl w:val="0"/>
        </w:rPr>
      </w:r>
    </w:p>
    <w:p w:rsidR="00000000" w:rsidDel="00000000" w:rsidP="00000000" w:rsidRDefault="00000000" w:rsidRPr="00000000" w14:paraId="00000028">
      <w:pPr>
        <w:rPr/>
      </w:pPr>
      <w:r w:rsidDel="00000000" w:rsidR="00000000" w:rsidRPr="00000000">
        <w:rPr/>
        <w:drawing>
          <wp:inline distB="114300" distT="114300" distL="114300" distR="114300">
            <wp:extent cx="5943600" cy="3721100"/>
            <wp:effectExtent b="0" l="0" r="0" t="0"/>
            <wp:docPr id="20"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Step-4: Add the following values in the list: category, sub-category, state</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3721100"/>
            <wp:effectExtent b="0" l="0" r="0" t="0"/>
            <wp:docPr id="28"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3721100"/>
            <wp:effectExtent b="0" l="0" r="0" t="0"/>
            <wp:docPr id="19"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372110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Step-5: Show parameter</w:t>
      </w:r>
    </w:p>
    <w:p w:rsidR="00000000" w:rsidDel="00000000" w:rsidP="00000000" w:rsidRDefault="00000000" w:rsidRPr="00000000" w14:paraId="00000031">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34" name="image26.png"/>
            <a:graphic>
              <a:graphicData uri="http://schemas.openxmlformats.org/drawingml/2006/picture">
                <pic:pic>
                  <pic:nvPicPr>
                    <pic:cNvPr id="0" name="image26.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39"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Step-6: Now we will create a calculated field called dimension list </w:t>
      </w:r>
    </w:p>
    <w:p w:rsidR="00000000" w:rsidDel="00000000" w:rsidP="00000000" w:rsidRDefault="00000000" w:rsidRPr="00000000" w14:paraId="00000034">
      <w:pPr>
        <w:ind w:left="1440" w:firstLine="0"/>
        <w:rPr>
          <w:b w:val="1"/>
          <w:color w:val="202124"/>
          <w:sz w:val="24"/>
          <w:szCs w:val="24"/>
          <w:highlight w:val="white"/>
        </w:rPr>
      </w:pPr>
      <w:r w:rsidDel="00000000" w:rsidR="00000000" w:rsidRPr="00000000">
        <w:rPr>
          <w:b w:val="1"/>
          <w:color w:val="202124"/>
          <w:sz w:val="24"/>
          <w:szCs w:val="24"/>
          <w:highlight w:val="white"/>
          <w:rtl w:val="0"/>
        </w:rPr>
        <w:t xml:space="preserve">Formula</w:t>
      </w:r>
    </w:p>
    <w:p w:rsidR="00000000" w:rsidDel="00000000" w:rsidP="00000000" w:rsidRDefault="00000000" w:rsidRPr="00000000" w14:paraId="00000035">
      <w:pPr>
        <w:ind w:left="2160" w:firstLine="0"/>
        <w:rPr>
          <w:color w:val="202124"/>
          <w:sz w:val="24"/>
          <w:szCs w:val="24"/>
          <w:highlight w:val="white"/>
        </w:rPr>
      </w:pPr>
      <w:r w:rsidDel="00000000" w:rsidR="00000000" w:rsidRPr="00000000">
        <w:rPr>
          <w:color w:val="202124"/>
          <w:sz w:val="24"/>
          <w:szCs w:val="24"/>
          <w:highlight w:val="white"/>
          <w:rtl w:val="0"/>
        </w:rPr>
        <w:t xml:space="preserve">CASE [Chosen dimension]</w:t>
      </w:r>
    </w:p>
    <w:p w:rsidR="00000000" w:rsidDel="00000000" w:rsidP="00000000" w:rsidRDefault="00000000" w:rsidRPr="00000000" w14:paraId="00000036">
      <w:pPr>
        <w:ind w:left="2160" w:firstLine="0"/>
        <w:rPr>
          <w:color w:val="202124"/>
          <w:sz w:val="24"/>
          <w:szCs w:val="24"/>
          <w:highlight w:val="white"/>
        </w:rPr>
      </w:pPr>
      <w:r w:rsidDel="00000000" w:rsidR="00000000" w:rsidRPr="00000000">
        <w:rPr>
          <w:color w:val="202124"/>
          <w:sz w:val="24"/>
          <w:szCs w:val="24"/>
          <w:highlight w:val="white"/>
          <w:rtl w:val="0"/>
        </w:rPr>
        <w:t xml:space="preserve">WHEN 'category'</w:t>
      </w:r>
    </w:p>
    <w:p w:rsidR="00000000" w:rsidDel="00000000" w:rsidP="00000000" w:rsidRDefault="00000000" w:rsidRPr="00000000" w14:paraId="00000037">
      <w:pPr>
        <w:ind w:left="2160" w:firstLine="0"/>
        <w:rPr>
          <w:color w:val="202124"/>
          <w:sz w:val="24"/>
          <w:szCs w:val="24"/>
          <w:highlight w:val="white"/>
        </w:rPr>
      </w:pPr>
      <w:r w:rsidDel="00000000" w:rsidR="00000000" w:rsidRPr="00000000">
        <w:rPr>
          <w:color w:val="202124"/>
          <w:sz w:val="24"/>
          <w:szCs w:val="24"/>
          <w:highlight w:val="white"/>
          <w:rtl w:val="0"/>
        </w:rPr>
        <w:t xml:space="preserve">THEN [Category]</w:t>
      </w:r>
    </w:p>
    <w:p w:rsidR="00000000" w:rsidDel="00000000" w:rsidP="00000000" w:rsidRDefault="00000000" w:rsidRPr="00000000" w14:paraId="00000038">
      <w:pPr>
        <w:ind w:left="2160" w:firstLine="0"/>
        <w:rPr>
          <w:color w:val="202124"/>
          <w:sz w:val="24"/>
          <w:szCs w:val="24"/>
          <w:highlight w:val="white"/>
        </w:rPr>
      </w:pPr>
      <w:r w:rsidDel="00000000" w:rsidR="00000000" w:rsidRPr="00000000">
        <w:rPr>
          <w:color w:val="202124"/>
          <w:sz w:val="24"/>
          <w:szCs w:val="24"/>
          <w:highlight w:val="white"/>
          <w:rtl w:val="0"/>
        </w:rPr>
        <w:t xml:space="preserve">WHEN 'subcategory'</w:t>
      </w:r>
    </w:p>
    <w:p w:rsidR="00000000" w:rsidDel="00000000" w:rsidP="00000000" w:rsidRDefault="00000000" w:rsidRPr="00000000" w14:paraId="00000039">
      <w:pPr>
        <w:ind w:left="2160" w:firstLine="0"/>
        <w:rPr>
          <w:color w:val="202124"/>
          <w:sz w:val="24"/>
          <w:szCs w:val="24"/>
          <w:highlight w:val="white"/>
        </w:rPr>
      </w:pPr>
      <w:r w:rsidDel="00000000" w:rsidR="00000000" w:rsidRPr="00000000">
        <w:rPr>
          <w:color w:val="202124"/>
          <w:sz w:val="24"/>
          <w:szCs w:val="24"/>
          <w:highlight w:val="white"/>
          <w:rtl w:val="0"/>
        </w:rPr>
        <w:t xml:space="preserve">THEN [Sub-Category]</w:t>
      </w:r>
    </w:p>
    <w:p w:rsidR="00000000" w:rsidDel="00000000" w:rsidP="00000000" w:rsidRDefault="00000000" w:rsidRPr="00000000" w14:paraId="0000003A">
      <w:pPr>
        <w:ind w:left="2160" w:firstLine="0"/>
        <w:rPr>
          <w:color w:val="202124"/>
          <w:sz w:val="24"/>
          <w:szCs w:val="24"/>
          <w:highlight w:val="white"/>
        </w:rPr>
      </w:pPr>
      <w:r w:rsidDel="00000000" w:rsidR="00000000" w:rsidRPr="00000000">
        <w:rPr>
          <w:color w:val="202124"/>
          <w:sz w:val="24"/>
          <w:szCs w:val="24"/>
          <w:highlight w:val="white"/>
          <w:rtl w:val="0"/>
        </w:rPr>
        <w:t xml:space="preserve">WHEN 'state'</w:t>
      </w:r>
    </w:p>
    <w:p w:rsidR="00000000" w:rsidDel="00000000" w:rsidP="00000000" w:rsidRDefault="00000000" w:rsidRPr="00000000" w14:paraId="0000003B">
      <w:pPr>
        <w:ind w:left="2160" w:firstLine="0"/>
        <w:rPr>
          <w:color w:val="202124"/>
          <w:sz w:val="24"/>
          <w:szCs w:val="24"/>
          <w:highlight w:val="white"/>
        </w:rPr>
      </w:pPr>
      <w:r w:rsidDel="00000000" w:rsidR="00000000" w:rsidRPr="00000000">
        <w:rPr>
          <w:color w:val="202124"/>
          <w:sz w:val="24"/>
          <w:szCs w:val="24"/>
          <w:highlight w:val="white"/>
          <w:rtl w:val="0"/>
        </w:rPr>
        <w:t xml:space="preserve">THEN [State]</w:t>
      </w:r>
    </w:p>
    <w:p w:rsidR="00000000" w:rsidDel="00000000" w:rsidP="00000000" w:rsidRDefault="00000000" w:rsidRPr="00000000" w14:paraId="0000003C">
      <w:pPr>
        <w:ind w:left="2160" w:firstLine="0"/>
        <w:rPr>
          <w:color w:val="202124"/>
          <w:sz w:val="24"/>
          <w:szCs w:val="24"/>
          <w:highlight w:val="white"/>
        </w:rPr>
      </w:pPr>
      <w:r w:rsidDel="00000000" w:rsidR="00000000" w:rsidRPr="00000000">
        <w:rPr>
          <w:color w:val="202124"/>
          <w:sz w:val="24"/>
          <w:szCs w:val="24"/>
          <w:highlight w:val="white"/>
          <w:rtl w:val="0"/>
        </w:rPr>
        <w:t xml:space="preserve">END</w:t>
      </w:r>
    </w:p>
    <w:p w:rsidR="00000000" w:rsidDel="00000000" w:rsidP="00000000" w:rsidRDefault="00000000" w:rsidRPr="00000000" w14:paraId="0000003D">
      <w:pPr>
        <w:ind w:left="1440" w:firstLine="0"/>
        <w:rPr>
          <w:color w:val="202124"/>
          <w:sz w:val="24"/>
          <w:szCs w:val="24"/>
          <w:highlight w:val="white"/>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3721100"/>
            <wp:effectExtent b="0" l="0" r="0" t="0"/>
            <wp:docPr id="38" name="image24.png"/>
            <a:graphic>
              <a:graphicData uri="http://schemas.openxmlformats.org/drawingml/2006/picture">
                <pic:pic>
                  <pic:nvPicPr>
                    <pic:cNvPr id="0" name="image24.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5943600" cy="3721100"/>
            <wp:effectExtent b="0" l="0" r="0" t="0"/>
            <wp:docPr id="1"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Step-7: drag dimension list to rows and sales to columns</w:t>
      </w:r>
    </w:p>
    <w:p w:rsidR="00000000" w:rsidDel="00000000" w:rsidP="00000000" w:rsidRDefault="00000000" w:rsidRPr="00000000" w14:paraId="00000042">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13"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44">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Step-8: if we chose subcategory from “Chosen Dimension”</w:t>
      </w:r>
    </w:p>
    <w:p w:rsidR="00000000" w:rsidDel="00000000" w:rsidP="00000000" w:rsidRDefault="00000000" w:rsidRPr="00000000" w14:paraId="00000045">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5"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47">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Step-9: we will get the sales breakdown by subcategory</w:t>
      </w:r>
    </w:p>
    <w:p w:rsidR="00000000" w:rsidDel="00000000" w:rsidP="00000000" w:rsidRDefault="00000000" w:rsidRPr="00000000" w14:paraId="00000048">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49">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color w:val="202124"/>
          <w:sz w:val="24"/>
          <w:szCs w:val="24"/>
          <w:highlight w:val="white"/>
        </w:rPr>
        <w:drawing>
          <wp:inline distB="114300" distT="114300" distL="114300" distR="114300">
            <wp:extent cx="5943600" cy="3721100"/>
            <wp:effectExtent b="0" l="0" r="0" t="0"/>
            <wp:docPr id="42"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pStyle w:val="Heading4"/>
        <w:rPr/>
      </w:pPr>
      <w:bookmarkStart w:colFirst="0" w:colLast="0" w:name="_7wmjh2uy80oc" w:id="5"/>
      <w:bookmarkEnd w:id="5"/>
      <w:r w:rsidDel="00000000" w:rsidR="00000000" w:rsidRPr="00000000">
        <w:rPr>
          <w:rtl w:val="0"/>
        </w:rPr>
      </w:r>
    </w:p>
    <w:p w:rsidR="00000000" w:rsidDel="00000000" w:rsidP="00000000" w:rsidRDefault="00000000" w:rsidRPr="00000000" w14:paraId="0000004D">
      <w:pPr>
        <w:pStyle w:val="Heading4"/>
        <w:rPr/>
      </w:pPr>
      <w:bookmarkStart w:colFirst="0" w:colLast="0" w:name="_4gebz1l93mwo" w:id="6"/>
      <w:bookmarkEnd w:id="6"/>
      <w:r w:rsidDel="00000000" w:rsidR="00000000" w:rsidRPr="00000000">
        <w:rPr>
          <w:rtl w:val="0"/>
        </w:rPr>
        <w:t xml:space="preserve">Level of Details</w:t>
      </w:r>
      <w:ins w:author="Suman Debnath" w:id="1" w:date="2023-02-25T02:13:57Z">
        <w:r w:rsidDel="00000000" w:rsidR="00000000" w:rsidRPr="00000000">
          <w:rPr>
            <w:rtl w:val="0"/>
          </w:rPr>
          <w:t xml:space="preserve"> (LOD)</w:t>
        </w:r>
      </w:ins>
      <w:r w:rsidDel="00000000" w:rsidR="00000000" w:rsidRPr="00000000">
        <w:rPr>
          <w:rtl w:val="0"/>
        </w:rPr>
        <w:t xml:space="preserve">:</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sz w:val="24"/>
          <w:szCs w:val="24"/>
          <w:shd w:fill="fbfbfb" w:val="clear"/>
        </w:rPr>
      </w:pPr>
      <w:r w:rsidDel="00000000" w:rsidR="00000000" w:rsidRPr="00000000">
        <w:rPr>
          <w:sz w:val="24"/>
          <w:szCs w:val="24"/>
          <w:shd w:fill="fbfbfb" w:val="clear"/>
          <w:rtl w:val="0"/>
        </w:rPr>
        <w:t xml:space="preserve">Using LOD expressions, a user can compute different levels of aggregations that are not at the level of detail of the visualization.</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bfbfb" w:val="clear"/>
        <w:spacing w:after="0" w:line="276" w:lineRule="auto"/>
        <w:rPr>
          <w:sz w:val="24"/>
          <w:szCs w:val="24"/>
        </w:rPr>
      </w:pPr>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bfbfb" w:val="clear"/>
        <w:spacing w:after="0" w:line="276" w:lineRule="auto"/>
        <w:rPr>
          <w:b w:val="1"/>
          <w:sz w:val="24"/>
          <w:szCs w:val="24"/>
        </w:rPr>
      </w:pPr>
      <w:r w:rsidDel="00000000" w:rsidR="00000000" w:rsidRPr="00000000">
        <w:rPr>
          <w:sz w:val="24"/>
          <w:szCs w:val="24"/>
          <w:rtl w:val="0"/>
        </w:rPr>
        <w:t xml:space="preserve">In Tableau, we have 3 types of Level of Details expressions. These are </w:t>
      </w:r>
      <w:r w:rsidDel="00000000" w:rsidR="00000000" w:rsidRPr="00000000">
        <w:rPr>
          <w:b w:val="1"/>
          <w:sz w:val="24"/>
          <w:szCs w:val="24"/>
          <w:rtl w:val="0"/>
        </w:rPr>
        <w:t xml:space="preserve">“INCLUDE”, “EXCLUDE” and “FIXED”.</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bfbfb" w:val="clear"/>
        <w:spacing w:after="0" w:line="276" w:lineRule="auto"/>
        <w:rPr>
          <w:sz w:val="24"/>
          <w:szCs w:val="24"/>
        </w:rPr>
      </w:pPr>
      <w:r w:rsidDel="00000000" w:rsidR="00000000" w:rsidRPr="00000000">
        <w:rPr>
          <w:sz w:val="24"/>
          <w:szCs w:val="24"/>
          <w:rtl w:val="0"/>
        </w:rPr>
        <w:t xml:space="preserve">The following is a detailed explanation of each of the LOD expression with examples:</w:t>
      </w:r>
    </w:p>
    <w:p w:rsidR="00000000" w:rsidDel="00000000" w:rsidP="00000000" w:rsidRDefault="00000000" w:rsidRPr="00000000" w14:paraId="00000053">
      <w:pPr>
        <w:keepNext w:val="0"/>
        <w:keepLines w:val="0"/>
        <w:numPr>
          <w:ilvl w:val="0"/>
          <w:numId w:val="1"/>
        </w:numPr>
        <w:shd w:fill="fbfbfb" w:val="clear"/>
        <w:spacing w:after="180" w:before="380" w:lineRule="auto"/>
        <w:ind w:left="720" w:hanging="360"/>
        <w:rPr/>
      </w:pPr>
      <w:r w:rsidDel="00000000" w:rsidR="00000000" w:rsidRPr="00000000">
        <w:rPr>
          <w:rtl w:val="0"/>
        </w:rPr>
        <w:t xml:space="preserve">INCLUDE</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bfbfb" w:val="clear"/>
        <w:spacing w:after="460" w:line="276" w:lineRule="auto"/>
        <w:rPr>
          <w:sz w:val="24"/>
          <w:szCs w:val="24"/>
        </w:rPr>
      </w:pPr>
      <w:r w:rsidDel="00000000" w:rsidR="00000000" w:rsidRPr="00000000">
        <w:rPr>
          <w:sz w:val="24"/>
          <w:szCs w:val="24"/>
          <w:rtl w:val="0"/>
        </w:rPr>
        <w:t xml:space="preserve">As the name suggests, “INCLUDE” level of detail expression compute aggregations considering dimensions which are specified in the calculation and also take into consideration those dimensions which are present in the view.</w:t>
      </w:r>
    </w:p>
    <w:p w:rsidR="00000000" w:rsidDel="00000000" w:rsidP="00000000" w:rsidRDefault="00000000" w:rsidRPr="00000000" w14:paraId="00000055">
      <w:pPr>
        <w:keepNext w:val="0"/>
        <w:keepLines w:val="0"/>
        <w:numPr>
          <w:ilvl w:val="0"/>
          <w:numId w:val="4"/>
        </w:numPr>
        <w:shd w:fill="fbfbfb" w:val="clear"/>
        <w:spacing w:after="180" w:before="380" w:lineRule="auto"/>
        <w:ind w:left="720" w:hanging="360"/>
        <w:rPr/>
      </w:pPr>
      <w:r w:rsidDel="00000000" w:rsidR="00000000" w:rsidRPr="00000000">
        <w:rPr>
          <w:rtl w:val="0"/>
        </w:rPr>
        <w:t xml:space="preserve">EXCLUDE</w:t>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bfbfb" w:val="clear"/>
        <w:spacing w:after="460" w:line="276" w:lineRule="auto"/>
        <w:rPr>
          <w:sz w:val="24"/>
          <w:szCs w:val="24"/>
        </w:rPr>
      </w:pPr>
      <w:r w:rsidDel="00000000" w:rsidR="00000000" w:rsidRPr="00000000">
        <w:rPr>
          <w:sz w:val="24"/>
          <w:szCs w:val="24"/>
          <w:rtl w:val="0"/>
        </w:rPr>
        <w:t xml:space="preserve">“EXCLUDE” level of detail expression is used to omit specific dimensions from the aggregations. Using “EXCLUDE”, the user can omit the lower level granularity dimension which is present in the view and can directly calculate the value at higher granularity level.</w:t>
      </w:r>
    </w:p>
    <w:p w:rsidR="00000000" w:rsidDel="00000000" w:rsidP="00000000" w:rsidRDefault="00000000" w:rsidRPr="00000000" w14:paraId="00000057">
      <w:pPr>
        <w:keepNext w:val="0"/>
        <w:keepLines w:val="0"/>
        <w:numPr>
          <w:ilvl w:val="0"/>
          <w:numId w:val="5"/>
        </w:numPr>
        <w:shd w:fill="fbfbfb" w:val="clear"/>
        <w:spacing w:after="180" w:before="380" w:lineRule="auto"/>
        <w:ind w:left="720" w:hanging="360"/>
        <w:rPr/>
      </w:pPr>
      <w:r w:rsidDel="00000000" w:rsidR="00000000" w:rsidRPr="00000000">
        <w:rPr>
          <w:rtl w:val="0"/>
        </w:rPr>
        <w:t xml:space="preserve">FIXED</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bfbfb" w:val="clear"/>
        <w:spacing w:after="460" w:line="276" w:lineRule="auto"/>
        <w:rPr>
          <w:sz w:val="24"/>
          <w:szCs w:val="24"/>
        </w:rPr>
      </w:pPr>
      <w:r w:rsidDel="00000000" w:rsidR="00000000" w:rsidRPr="00000000">
        <w:rPr>
          <w:sz w:val="24"/>
          <w:szCs w:val="24"/>
          <w:rtl w:val="0"/>
        </w:rPr>
        <w:t xml:space="preserve">“FIXED” level of detail expression aggregates the value only at the dimensions which are specified by the user in the calculation. “FIXED” expression does not take into consideration those dimensions in the view. </w:t>
      </w:r>
    </w:p>
    <w:p w:rsidR="00000000" w:rsidDel="00000000" w:rsidP="00000000" w:rsidRDefault="00000000" w:rsidRPr="00000000" w14:paraId="00000059">
      <w:pPr>
        <w:pStyle w:val="Heading4"/>
        <w:rPr/>
      </w:pPr>
      <w:bookmarkStart w:colFirst="0" w:colLast="0" w:name="_4gz7714mtsfm" w:id="7"/>
      <w:bookmarkEnd w:id="7"/>
      <w:r w:rsidDel="00000000" w:rsidR="00000000" w:rsidRPr="00000000">
        <w:rPr>
          <w:rtl w:val="0"/>
        </w:rPr>
        <w:t xml:space="preserve">Business Problem-2: Create  an executive summary report to show following fields:</w:t>
      </w:r>
    </w:p>
    <w:p w:rsidR="00000000" w:rsidDel="00000000" w:rsidP="00000000" w:rsidRDefault="00000000" w:rsidRPr="00000000" w14:paraId="0000005A">
      <w:pPr>
        <w:rPr>
          <w:b w:val="1"/>
        </w:rPr>
      </w:pPr>
      <w:r w:rsidDel="00000000" w:rsidR="00000000" w:rsidRPr="00000000">
        <w:rPr>
          <w:b w:val="1"/>
          <w:rtl w:val="0"/>
        </w:rPr>
        <w:t xml:space="preserve">Sub-category, category, sales per sub-category, average sales per customer per subcategory, percentage of sales contributed per subcategory at category level, percentage of sales contributed per subcategory at country level.</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Solution:</w:t>
      </w:r>
    </w:p>
    <w:p w:rsidR="00000000" w:rsidDel="00000000" w:rsidP="00000000" w:rsidRDefault="00000000" w:rsidRPr="00000000" w14:paraId="0000005D">
      <w:pPr>
        <w:numPr>
          <w:ilvl w:val="0"/>
          <w:numId w:val="6"/>
        </w:numPr>
        <w:ind w:left="720" w:hanging="360"/>
        <w:rPr>
          <w:u w:val="none"/>
        </w:rPr>
      </w:pPr>
      <w:r w:rsidDel="00000000" w:rsidR="00000000" w:rsidRPr="00000000">
        <w:rPr>
          <w:rtl w:val="0"/>
        </w:rPr>
        <w:t xml:space="preserve">Business context: For sales review meeting, sales organization want to understand the drivers of revenue per category and country level, and decide the growth strategy</w:t>
      </w:r>
    </w:p>
    <w:p w:rsidR="00000000" w:rsidDel="00000000" w:rsidP="00000000" w:rsidRDefault="00000000" w:rsidRPr="00000000" w14:paraId="0000005E">
      <w:pPr>
        <w:numPr>
          <w:ilvl w:val="0"/>
          <w:numId w:val="6"/>
        </w:numPr>
        <w:ind w:left="720" w:hanging="360"/>
        <w:rPr>
          <w:u w:val="none"/>
        </w:rPr>
      </w:pPr>
      <w:r w:rsidDel="00000000" w:rsidR="00000000" w:rsidRPr="00000000">
        <w:rPr>
          <w:rtl w:val="0"/>
        </w:rPr>
        <w:t xml:space="preserve">Steps:</w:t>
      </w:r>
    </w:p>
    <w:p w:rsidR="00000000" w:rsidDel="00000000" w:rsidP="00000000" w:rsidRDefault="00000000" w:rsidRPr="00000000" w14:paraId="0000005F">
      <w:pPr>
        <w:numPr>
          <w:ilvl w:val="1"/>
          <w:numId w:val="6"/>
        </w:numPr>
        <w:ind w:left="1440" w:hanging="360"/>
        <w:rPr>
          <w:u w:val="none"/>
        </w:rPr>
      </w:pPr>
      <w:r w:rsidDel="00000000" w:rsidR="00000000" w:rsidRPr="00000000">
        <w:rPr>
          <w:rtl w:val="0"/>
        </w:rPr>
        <w:t xml:space="preserve">Drag category, subcategory to rows, and sales to label. So fat we have generated three columns we want for our report</w:t>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943600" cy="3746500"/>
            <wp:effectExtent b="0" l="0" r="0" t="0"/>
            <wp:docPr id="24"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numPr>
          <w:ilvl w:val="1"/>
          <w:numId w:val="6"/>
        </w:numPr>
        <w:ind w:left="1440" w:hanging="360"/>
        <w:rPr>
          <w:u w:val="none"/>
        </w:rPr>
      </w:pPr>
      <w:r w:rsidDel="00000000" w:rsidR="00000000" w:rsidRPr="00000000">
        <w:rPr>
          <w:rtl w:val="0"/>
        </w:rPr>
        <w:t xml:space="preserve">Now we will learn about generating the fourth column, average sales per customer per subcategory. average sales per customer per subcategory, we need to first calculate sales per customer per subcategory, and then take the average of it. </w:t>
      </w:r>
    </w:p>
    <w:p w:rsidR="00000000" w:rsidDel="00000000" w:rsidP="00000000" w:rsidRDefault="00000000" w:rsidRPr="00000000" w14:paraId="00000062">
      <w:pPr>
        <w:numPr>
          <w:ilvl w:val="1"/>
          <w:numId w:val="6"/>
        </w:numPr>
        <w:ind w:left="1440" w:hanging="360"/>
        <w:rPr>
          <w:u w:val="none"/>
        </w:rPr>
      </w:pPr>
      <w:r w:rsidDel="00000000" w:rsidR="00000000" w:rsidRPr="00000000">
        <w:rPr>
          <w:rtl w:val="0"/>
        </w:rPr>
        <w:t xml:space="preserve">Here, you can see customer id is not part of the dimensions in the view and we need to include a lower granularity dimension, we will use “include” LOD.</w:t>
      </w:r>
    </w:p>
    <w:p w:rsidR="00000000" w:rsidDel="00000000" w:rsidP="00000000" w:rsidRDefault="00000000" w:rsidRPr="00000000" w14:paraId="00000063">
      <w:pPr>
        <w:numPr>
          <w:ilvl w:val="1"/>
          <w:numId w:val="6"/>
        </w:numPr>
        <w:ind w:left="1440" w:hanging="360"/>
        <w:rPr>
          <w:u w:val="none"/>
        </w:rPr>
      </w:pPr>
      <w:r w:rsidDel="00000000" w:rsidR="00000000" w:rsidRPr="00000000">
        <w:rPr>
          <w:rtl w:val="0"/>
        </w:rPr>
        <w:t xml:space="preserve">We will now create a calculated field sales per customer</w:t>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5943600" cy="3721100"/>
            <wp:effectExtent b="0" l="0" r="0" t="0"/>
            <wp:docPr id="33"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drawing>
          <wp:inline distB="114300" distT="114300" distL="114300" distR="114300">
            <wp:extent cx="5943600" cy="3505200"/>
            <wp:effectExtent b="0" l="0" r="0" t="0"/>
            <wp:docPr id="1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943600" cy="3276600"/>
            <wp:effectExtent b="0" l="0" r="0" t="0"/>
            <wp:docPr id="30" name="image38.png"/>
            <a:graphic>
              <a:graphicData uri="http://schemas.openxmlformats.org/drawingml/2006/picture">
                <pic:pic>
                  <pic:nvPicPr>
                    <pic:cNvPr id="0" name="image38.png"/>
                    <pic:cNvPicPr preferRelativeResize="0"/>
                  </pic:nvPicPr>
                  <pic:blipFill>
                    <a:blip r:embed="rId2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pP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drawing>
          <wp:inline distB="114300" distT="114300" distL="114300" distR="114300">
            <wp:extent cx="5943600" cy="3289300"/>
            <wp:effectExtent b="0" l="0" r="0" t="0"/>
            <wp:docPr id="7" name="image18.png"/>
            <a:graphic>
              <a:graphicData uri="http://schemas.openxmlformats.org/drawingml/2006/picture">
                <pic:pic>
                  <pic:nvPicPr>
                    <pic:cNvPr id="0" name="image18.png"/>
                    <pic:cNvPicPr preferRelativeResize="0"/>
                  </pic:nvPicPr>
                  <pic:blipFill>
                    <a:blip r:embed="rId2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pPr>
      <w:r w:rsidDel="00000000" w:rsidR="00000000" w:rsidRPr="00000000">
        <w:rPr>
          <w:rtl w:val="0"/>
        </w:rPr>
      </w:r>
    </w:p>
    <w:p w:rsidR="00000000" w:rsidDel="00000000" w:rsidP="00000000" w:rsidRDefault="00000000" w:rsidRPr="00000000" w14:paraId="0000006A">
      <w:pPr>
        <w:ind w:left="0" w:firstLine="0"/>
        <w:rPr/>
      </w:pPr>
      <w:commentRangeStart w:id="0"/>
      <w:commentRangeStart w:id="1"/>
      <w:r w:rsidDel="00000000" w:rsidR="00000000" w:rsidRPr="00000000">
        <w:rPr/>
        <w:drawing>
          <wp:inline distB="114300" distT="114300" distL="114300" distR="114300">
            <wp:extent cx="5943600" cy="3721100"/>
            <wp:effectExtent b="0" l="0" r="0" t="0"/>
            <wp:docPr id="18" name="image7.png"/>
            <a:graphic>
              <a:graphicData uri="http://schemas.openxmlformats.org/drawingml/2006/picture">
                <pic:pic>
                  <pic:nvPicPr>
                    <pic:cNvPr id="0" name="image7.png"/>
                    <pic:cNvPicPr preferRelativeResize="0"/>
                  </pic:nvPicPr>
                  <pic:blipFill>
                    <a:blip r:embed="rId27"/>
                    <a:srcRect b="0" l="0" r="0" t="0"/>
                    <a:stretch>
                      <a:fillRect/>
                    </a:stretch>
                  </pic:blipFill>
                  <pic:spPr>
                    <a:xfrm>
                      <a:off x="0" y="0"/>
                      <a:ext cx="5943600" cy="3721100"/>
                    </a:xfrm>
                    <a:prstGeom prst="rect"/>
                    <a:ln/>
                  </pic:spPr>
                </pic:pic>
              </a:graphicData>
            </a:graphic>
          </wp:inline>
        </w:drawing>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B">
      <w:pPr>
        <w:numPr>
          <w:ilvl w:val="1"/>
          <w:numId w:val="6"/>
        </w:numPr>
        <w:ind w:left="1440" w:hanging="360"/>
      </w:pPr>
      <w:r w:rsidDel="00000000" w:rsidR="00000000" w:rsidRPr="00000000">
        <w:rPr>
          <w:rtl w:val="0"/>
        </w:rPr>
        <w:t xml:space="preserve">Drag the sales per customer to labels and change it from sum to average</w:t>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ind w:left="0" w:firstLine="0"/>
        <w:rPr/>
      </w:pPr>
      <w:commentRangeStart w:id="2"/>
      <w:r w:rsidDel="00000000" w:rsidR="00000000" w:rsidRPr="00000000">
        <w:rPr/>
        <w:drawing>
          <wp:inline distB="114300" distT="114300" distL="114300" distR="114300">
            <wp:extent cx="5943600" cy="3721100"/>
            <wp:effectExtent b="0" l="0" r="0" t="0"/>
            <wp:docPr id="22" name="image22.png"/>
            <a:graphic>
              <a:graphicData uri="http://schemas.openxmlformats.org/drawingml/2006/picture">
                <pic:pic>
                  <pic:nvPicPr>
                    <pic:cNvPr id="0" name="image22.png"/>
                    <pic:cNvPicPr preferRelativeResize="0"/>
                  </pic:nvPicPr>
                  <pic:blipFill>
                    <a:blip r:embed="rId28"/>
                    <a:srcRect b="0" l="0" r="0" t="0"/>
                    <a:stretch>
                      <a:fillRect/>
                    </a:stretch>
                  </pic:blipFill>
                  <pic:spPr>
                    <a:xfrm>
                      <a:off x="0" y="0"/>
                      <a:ext cx="5943600" cy="372110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drawing>
          <wp:inline distB="114300" distT="114300" distL="114300" distR="114300">
            <wp:extent cx="5943600" cy="3721100"/>
            <wp:effectExtent b="0" l="0" r="0" t="0"/>
            <wp:docPr id="6"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pPr>
      <w:r w:rsidDel="00000000" w:rsidR="00000000" w:rsidRPr="00000000">
        <w:rPr/>
        <w:drawing>
          <wp:inline distB="114300" distT="114300" distL="114300" distR="114300">
            <wp:extent cx="5943600" cy="3721100"/>
            <wp:effectExtent b="0" l="0" r="0" t="0"/>
            <wp:docPr id="16"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r>
    </w:p>
    <w:p w:rsidR="00000000" w:rsidDel="00000000" w:rsidP="00000000" w:rsidRDefault="00000000" w:rsidRPr="00000000" w14:paraId="00000071">
      <w:pPr>
        <w:numPr>
          <w:ilvl w:val="1"/>
          <w:numId w:val="6"/>
        </w:numPr>
        <w:ind w:left="1440" w:hanging="360"/>
      </w:pPr>
      <w:r w:rsidDel="00000000" w:rsidR="00000000" w:rsidRPr="00000000">
        <w:rPr>
          <w:rtl w:val="0"/>
        </w:rPr>
        <w:t xml:space="preserve">Now we will move to the next part of the analysis where we have to find the percentage</w:t>
      </w:r>
      <w:r w:rsidDel="00000000" w:rsidR="00000000" w:rsidRPr="00000000">
        <w:rPr>
          <w:b w:val="1"/>
          <w:rtl w:val="0"/>
        </w:rPr>
        <w:t xml:space="preserve"> of sales contributed per subcategory at category level. </w:t>
      </w:r>
      <w:r w:rsidDel="00000000" w:rsidR="00000000" w:rsidRPr="00000000">
        <w:rPr>
          <w:rtl w:val="0"/>
        </w:rPr>
        <w:t xml:space="preserve"> This step will be divided into two parts</w:t>
      </w:r>
    </w:p>
    <w:p w:rsidR="00000000" w:rsidDel="00000000" w:rsidP="00000000" w:rsidRDefault="00000000" w:rsidRPr="00000000" w14:paraId="00000072">
      <w:pPr>
        <w:numPr>
          <w:ilvl w:val="2"/>
          <w:numId w:val="6"/>
        </w:numPr>
        <w:ind w:left="2160" w:hanging="360"/>
        <w:rPr>
          <w:u w:val="none"/>
        </w:rPr>
      </w:pPr>
      <w:r w:rsidDel="00000000" w:rsidR="00000000" w:rsidRPr="00000000">
        <w:rPr>
          <w:rtl w:val="0"/>
        </w:rPr>
        <w:t xml:space="preserve">First, we will create a column to calculate sales per category. To calculate the sales per category, we need to exclude the subcategory which is visible in view</w:t>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943600" cy="3721100"/>
            <wp:effectExtent b="0" l="0" r="0" t="0"/>
            <wp:docPr id="26" name="image21.png"/>
            <a:graphic>
              <a:graphicData uri="http://schemas.openxmlformats.org/drawingml/2006/picture">
                <pic:pic>
                  <pic:nvPicPr>
                    <pic:cNvPr id="0" name="image21.png"/>
                    <pic:cNvPicPr preferRelativeResize="0"/>
                  </pic:nvPicPr>
                  <pic:blipFill>
                    <a:blip r:embed="rId3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ind w:left="0" w:firstLine="0"/>
        <w:rPr/>
      </w:pPr>
      <w:r w:rsidDel="00000000" w:rsidR="00000000" w:rsidRPr="00000000">
        <w:rPr/>
        <w:drawing>
          <wp:inline distB="114300" distT="114300" distL="114300" distR="114300">
            <wp:extent cx="5943600" cy="3492500"/>
            <wp:effectExtent b="0" l="0" r="0" t="0"/>
            <wp:docPr id="14"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drawing>
          <wp:inline distB="114300" distT="114300" distL="114300" distR="114300">
            <wp:extent cx="5943600" cy="3276600"/>
            <wp:effectExtent b="0" l="0" r="0" t="0"/>
            <wp:docPr id="15" name="image17.png"/>
            <a:graphic>
              <a:graphicData uri="http://schemas.openxmlformats.org/drawingml/2006/picture">
                <pic:pic>
                  <pic:nvPicPr>
                    <pic:cNvPr id="0" name="image17.png"/>
                    <pic:cNvPicPr preferRelativeResize="0"/>
                  </pic:nvPicPr>
                  <pic:blipFill>
                    <a:blip r:embed="rId33"/>
                    <a:srcRect b="0" l="0" r="0" t="0"/>
                    <a:stretch>
                      <a:fillRect/>
                    </a:stretch>
                  </pic:blipFill>
                  <pic:spPr>
                    <a:xfrm>
                      <a:off x="0" y="0"/>
                      <a:ext cx="5943600" cy="32766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721100"/>
            <wp:effectExtent b="0" l="0" r="0" t="0"/>
            <wp:docPr id="2" name="image12.png"/>
            <a:graphic>
              <a:graphicData uri="http://schemas.openxmlformats.org/drawingml/2006/picture">
                <pic:pic>
                  <pic:nvPicPr>
                    <pic:cNvPr id="0" name="image12.png"/>
                    <pic:cNvPicPr preferRelativeResize="0"/>
                  </pic:nvPicPr>
                  <pic:blipFill>
                    <a:blip r:embed="rId3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drawing>
          <wp:inline distB="114300" distT="114300" distL="114300" distR="114300">
            <wp:extent cx="5943600" cy="3429000"/>
            <wp:effectExtent b="0" l="0" r="0" t="0"/>
            <wp:docPr id="23"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pPr>
      <w:r w:rsidDel="00000000" w:rsidR="00000000" w:rsidRPr="00000000">
        <w:rPr>
          <w:rtl w:val="0"/>
        </w:rPr>
      </w:r>
    </w:p>
    <w:p w:rsidR="00000000" w:rsidDel="00000000" w:rsidP="00000000" w:rsidRDefault="00000000" w:rsidRPr="00000000" w14:paraId="00000079">
      <w:pPr>
        <w:numPr>
          <w:ilvl w:val="2"/>
          <w:numId w:val="6"/>
        </w:numPr>
        <w:ind w:left="2160" w:hanging="360"/>
      </w:pPr>
      <w:r w:rsidDel="00000000" w:rsidR="00000000" w:rsidRPr="00000000">
        <w:rPr>
          <w:rtl w:val="0"/>
        </w:rPr>
        <w:t xml:space="preserve">Now we will divide sales per -subcategory from sales per category to get the percentage</w:t>
      </w:r>
    </w:p>
    <w:p w:rsidR="00000000" w:rsidDel="00000000" w:rsidP="00000000" w:rsidRDefault="00000000" w:rsidRPr="00000000" w14:paraId="0000007A">
      <w:pPr>
        <w:numPr>
          <w:ilvl w:val="3"/>
          <w:numId w:val="6"/>
        </w:numPr>
        <w:ind w:left="2880" w:hanging="360"/>
        <w:rPr>
          <w:u w:val="none"/>
        </w:rPr>
      </w:pPr>
      <w:r w:rsidDel="00000000" w:rsidR="00000000" w:rsidRPr="00000000">
        <w:rPr>
          <w:rtl w:val="0"/>
        </w:rPr>
        <w:t xml:space="preserve">We will first drag sales per category to labels</w:t>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943600" cy="3721100"/>
            <wp:effectExtent b="0" l="0" r="0" t="0"/>
            <wp:docPr id="27"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5943600" cy="3721100"/>
            <wp:effectExtent b="0" l="0" r="0" t="0"/>
            <wp:docPr id="35" name="image33.png"/>
            <a:graphic>
              <a:graphicData uri="http://schemas.openxmlformats.org/drawingml/2006/picture">
                <pic:pic>
                  <pic:nvPicPr>
                    <pic:cNvPr id="0" name="image33.png"/>
                    <pic:cNvPicPr preferRelativeResize="0"/>
                  </pic:nvPicPr>
                  <pic:blipFill>
                    <a:blip r:embed="rId3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3"/>
          <w:numId w:val="6"/>
        </w:numPr>
        <w:ind w:left="2880" w:hanging="360"/>
      </w:pPr>
      <w:r w:rsidDel="00000000" w:rsidR="00000000" w:rsidRPr="00000000">
        <w:rPr>
          <w:rtl w:val="0"/>
        </w:rPr>
        <w:t xml:space="preserve">Now we will create a calculated field “pct sales per category”</w:t>
      </w:r>
    </w:p>
    <w:p w:rsidR="00000000" w:rsidDel="00000000" w:rsidP="00000000" w:rsidRDefault="00000000" w:rsidRPr="00000000" w14:paraId="0000007E">
      <w:pPr>
        <w:ind w:left="0" w:firstLine="0"/>
        <w:rPr/>
      </w:pPr>
      <w:r w:rsidDel="00000000" w:rsidR="00000000" w:rsidRPr="00000000">
        <w:rPr/>
        <w:drawing>
          <wp:inline distB="114300" distT="114300" distL="114300" distR="114300">
            <wp:extent cx="5943600" cy="3721100"/>
            <wp:effectExtent b="0" l="0" r="0" t="0"/>
            <wp:docPr id="3"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pPr>
      <w:commentRangeStart w:id="3"/>
      <w:commentRangeStart w:id="4"/>
      <w:r w:rsidDel="00000000" w:rsidR="00000000" w:rsidRPr="00000000">
        <w:rPr/>
        <w:drawing>
          <wp:inline distB="114300" distT="114300" distL="114300" distR="114300">
            <wp:extent cx="5943600" cy="3721100"/>
            <wp:effectExtent b="0" l="0" r="0" t="0"/>
            <wp:docPr id="17"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3721100"/>
                    </a:xfrm>
                    <a:prstGeom prst="rect"/>
                    <a:ln/>
                  </pic:spPr>
                </pic:pic>
              </a:graphicData>
            </a:graphic>
          </wp:inline>
        </w:drawing>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943600" cy="3721100"/>
            <wp:effectExtent b="0" l="0" r="0" t="0"/>
            <wp:docPr id="12"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r>
    </w:p>
    <w:p w:rsidR="00000000" w:rsidDel="00000000" w:rsidP="00000000" w:rsidRDefault="00000000" w:rsidRPr="00000000" w14:paraId="00000082">
      <w:pPr>
        <w:numPr>
          <w:ilvl w:val="1"/>
          <w:numId w:val="6"/>
        </w:numPr>
        <w:ind w:left="1440" w:hanging="360"/>
      </w:pPr>
      <w:r w:rsidDel="00000000" w:rsidR="00000000" w:rsidRPr="00000000">
        <w:rPr>
          <w:rtl w:val="0"/>
        </w:rPr>
        <w:t xml:space="preserve">Now we will move to the next part of the analysis where we have to find the percentage</w:t>
      </w:r>
      <w:r w:rsidDel="00000000" w:rsidR="00000000" w:rsidRPr="00000000">
        <w:rPr>
          <w:b w:val="1"/>
          <w:rtl w:val="0"/>
        </w:rPr>
        <w:t xml:space="preserve"> of sales contributed per subcategory at country level. </w:t>
      </w:r>
      <w:r w:rsidDel="00000000" w:rsidR="00000000" w:rsidRPr="00000000">
        <w:rPr>
          <w:rtl w:val="0"/>
        </w:rPr>
        <w:t xml:space="preserve"> This step will be divided into two parts</w:t>
      </w:r>
    </w:p>
    <w:p w:rsidR="00000000" w:rsidDel="00000000" w:rsidP="00000000" w:rsidRDefault="00000000" w:rsidRPr="00000000" w14:paraId="00000083">
      <w:pPr>
        <w:numPr>
          <w:ilvl w:val="2"/>
          <w:numId w:val="6"/>
        </w:numPr>
        <w:ind w:left="2160" w:hanging="360"/>
      </w:pPr>
      <w:r w:rsidDel="00000000" w:rsidR="00000000" w:rsidRPr="00000000">
        <w:rPr>
          <w:rtl w:val="0"/>
        </w:rPr>
        <w:t xml:space="preserve">First, we will create a column to calculate sales at country level. To calculate the sales at country level, we need to calculate the sales at dimension country/region which is a fixed dimension and not part of the dimensions in view</w:t>
      </w:r>
    </w:p>
    <w:p w:rsidR="00000000" w:rsidDel="00000000" w:rsidP="00000000" w:rsidRDefault="00000000" w:rsidRPr="00000000" w14:paraId="00000084">
      <w:pPr>
        <w:ind w:left="0" w:firstLine="0"/>
        <w:rPr/>
      </w:pPr>
      <w:r w:rsidDel="00000000" w:rsidR="00000000" w:rsidRPr="00000000">
        <w:rPr/>
        <w:drawing>
          <wp:inline distB="114300" distT="114300" distL="114300" distR="114300">
            <wp:extent cx="5943600" cy="3721100"/>
            <wp:effectExtent b="0" l="0" r="0" t="0"/>
            <wp:docPr id="41"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drawing>
          <wp:inline distB="114300" distT="114300" distL="114300" distR="114300">
            <wp:extent cx="5943600" cy="3721100"/>
            <wp:effectExtent b="0" l="0" r="0" t="0"/>
            <wp:docPr id="4"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drawing>
          <wp:inline distB="114300" distT="114300" distL="114300" distR="114300">
            <wp:extent cx="5943600" cy="3479800"/>
            <wp:effectExtent b="0" l="0" r="0" t="0"/>
            <wp:docPr id="10" name="image14.png"/>
            <a:graphic>
              <a:graphicData uri="http://schemas.openxmlformats.org/drawingml/2006/picture">
                <pic:pic>
                  <pic:nvPicPr>
                    <pic:cNvPr id="0" name="image14.png"/>
                    <pic:cNvPicPr preferRelativeResize="0"/>
                  </pic:nvPicPr>
                  <pic:blipFill>
                    <a:blip r:embed="rId4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pPr>
      <w:r w:rsidDel="00000000" w:rsidR="00000000" w:rsidRPr="00000000">
        <w:rPr/>
        <w:drawing>
          <wp:inline distB="114300" distT="114300" distL="114300" distR="114300">
            <wp:extent cx="5943600" cy="3429000"/>
            <wp:effectExtent b="0" l="0" r="0" t="0"/>
            <wp:docPr id="31"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numPr>
          <w:ilvl w:val="2"/>
          <w:numId w:val="6"/>
        </w:numPr>
        <w:ind w:left="2160" w:hanging="360"/>
      </w:pPr>
      <w:r w:rsidDel="00000000" w:rsidR="00000000" w:rsidRPr="00000000">
        <w:rPr>
          <w:rtl w:val="0"/>
        </w:rPr>
        <w:t xml:space="preserve">Now we will divide sales per -subcategory from sales per at country level to get the percentage</w:t>
      </w:r>
    </w:p>
    <w:p w:rsidR="00000000" w:rsidDel="00000000" w:rsidP="00000000" w:rsidRDefault="00000000" w:rsidRPr="00000000" w14:paraId="0000008C">
      <w:pPr>
        <w:numPr>
          <w:ilvl w:val="3"/>
          <w:numId w:val="6"/>
        </w:numPr>
        <w:ind w:left="2880" w:hanging="360"/>
      </w:pPr>
      <w:r w:rsidDel="00000000" w:rsidR="00000000" w:rsidRPr="00000000">
        <w:rPr>
          <w:rtl w:val="0"/>
        </w:rPr>
        <w:t xml:space="preserve">We will first drag sales at country level to labels</w:t>
      </w:r>
    </w:p>
    <w:p w:rsidR="00000000" w:rsidDel="00000000" w:rsidP="00000000" w:rsidRDefault="00000000" w:rsidRPr="00000000" w14:paraId="0000008D">
      <w:pPr>
        <w:ind w:left="0" w:firstLine="0"/>
        <w:rPr/>
      </w:pPr>
      <w:r w:rsidDel="00000000" w:rsidR="00000000" w:rsidRPr="00000000">
        <w:rPr/>
        <w:drawing>
          <wp:inline distB="114300" distT="114300" distL="114300" distR="114300">
            <wp:extent cx="5943600" cy="3721100"/>
            <wp:effectExtent b="0" l="0" r="0" t="0"/>
            <wp:docPr id="21"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3"/>
          <w:numId w:val="6"/>
        </w:numPr>
        <w:ind w:left="2880" w:hanging="360"/>
      </w:pPr>
      <w:r w:rsidDel="00000000" w:rsidR="00000000" w:rsidRPr="00000000">
        <w:rPr>
          <w:rtl w:val="0"/>
        </w:rPr>
        <w:t xml:space="preserve">Now we will create a calculated field “pct sales at country”</w:t>
      </w:r>
    </w:p>
    <w:p w:rsidR="00000000" w:rsidDel="00000000" w:rsidP="00000000" w:rsidRDefault="00000000" w:rsidRPr="00000000" w14:paraId="0000008F">
      <w:pPr>
        <w:ind w:left="0" w:firstLine="0"/>
        <w:rPr/>
      </w:pPr>
      <w:r w:rsidDel="00000000" w:rsidR="00000000" w:rsidRPr="00000000">
        <w:rPr/>
        <w:drawing>
          <wp:inline distB="114300" distT="114300" distL="114300" distR="114300">
            <wp:extent cx="5943600" cy="3721100"/>
            <wp:effectExtent b="0" l="0" r="0" t="0"/>
            <wp:docPr id="9"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5943600" cy="3721100"/>
            <wp:effectExtent b="0" l="0" r="0" t="0"/>
            <wp:docPr id="29"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5943600" cy="3721100"/>
            <wp:effectExtent b="0" l="0" r="0" t="0"/>
            <wp:docPr id="40"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rPr/>
      </w:pPr>
      <w:r w:rsidDel="00000000" w:rsidR="00000000" w:rsidRPr="00000000">
        <w:rPr/>
        <w:drawing>
          <wp:inline distB="114300" distT="114300" distL="114300" distR="114300">
            <wp:extent cx="5943600" cy="3721100"/>
            <wp:effectExtent b="0" l="0" r="0" t="0"/>
            <wp:docPr id="25" name="image36.png"/>
            <a:graphic>
              <a:graphicData uri="http://schemas.openxmlformats.org/drawingml/2006/picture">
                <pic:pic>
                  <pic:nvPicPr>
                    <pic:cNvPr id="0" name="image36.png"/>
                    <pic:cNvPicPr preferRelativeResize="0"/>
                  </pic:nvPicPr>
                  <pic:blipFill>
                    <a:blip r:embed="rId4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ab/>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sz w:val="24"/>
          <w:szCs w:val="24"/>
        </w:rPr>
      </w:pPr>
      <w:r w:rsidDel="00000000" w:rsidR="00000000" w:rsidRPr="00000000">
        <w:rPr>
          <w:rtl w:val="0"/>
        </w:rPr>
      </w:r>
    </w:p>
    <w:p w:rsidR="00000000" w:rsidDel="00000000" w:rsidP="00000000" w:rsidRDefault="00000000" w:rsidRPr="00000000" w14:paraId="00000098">
      <w:pPr>
        <w:pStyle w:val="Heading4"/>
        <w:rPr>
          <w:color w:val="000000"/>
        </w:rPr>
      </w:pPr>
      <w:bookmarkStart w:colFirst="0" w:colLast="0" w:name="_kbthf67gff9z" w:id="8"/>
      <w:bookmarkEnd w:id="8"/>
      <w:r w:rsidDel="00000000" w:rsidR="00000000" w:rsidRPr="00000000">
        <w:rPr>
          <w:rtl w:val="0"/>
        </w:rPr>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Charvi Srivastava" w:id="2" w:date="2023-02-26T17:53:24Z">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do i text wrap header of the column? In my computer it is cropped and only displayed like this "Sales per cat..".</w:t>
      </w:r>
    </w:p>
  </w:comment>
  <w:comment w:author="Charvi Srivastava" w:id="0" w:date="2023-02-26T17:52:12Z">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we are supposed to find Average and we are implementing average later, Why can't we just directly use AVERAGE formula in calculated field? When i did something like that it basically did find out average but when i dragged it against category, it summed it up.</w:t>
      </w:r>
    </w:p>
  </w:comment>
  <w:comment w:author="Kshitiz Mishra" w:id="1" w:date="2023-03-11T23:33:32Z">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NOTE: in this example, I have included product ID in place of Customer (as in Eshan's class)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consider this explanation: </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If there are multiple occurrences of the same product in the data set, using the INCLUDE Level of Detail (LOD) expression with the AVG aggregation function in Tableau, like this: {INCLUDE [Product] : AVG([Sales])}, will calculate the average sales value for each occurrence of the product and return the same value for all the occurrences.</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example, if there are three occurrences of the same product 'Product A', with sales values of 100, 200, and 300, the LOD expression {INCLUDE [Product] : AVG([Sales])} will return the same average sales value (i.e., 200) for all the occurrences of 'Product A'.</w: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It's important to note that the INCLUDE LOD expression will group the data by the specified dimension (in this case, the 'Product' dimension) and calculate the aggregation (in this case, the AVG of sales) at that level. If there are multiple occurrences of the same value in the grouping dimension, the calculation will take into account all the occurrences of that value and return a single value for that group.</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 summary, the AVG aggregation function with the INCLUDE LOD expression will calculate the average sales value for each product, taking into account all occurrences of that product in the data set.</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 if we go for finding average of this total group, the result will differ than what came in the class, reason being that here the average is done in the row level already and we want in the entire subcategory level. </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hope it clears the difference now. Cheers!</w:t>
      </w:r>
    </w:p>
  </w:comment>
  <w:comment w:author="Charvi Srivastava" w:id="3" w:date="2023-02-26T18:13:34Z">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 in this formula- Isnt supposed to be vice versa? To calculate percentage we should be calculating it like this--&gt; Sales per category/ Total Sales? But you did vice versa. Please explain why?</w:t>
      </w:r>
    </w:p>
  </w:comment>
  <w:comment w:author="Neha Jain" w:id="4" w:date="2023-03-29T10:48:55Z">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Same doubt here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42" Type="http://schemas.openxmlformats.org/officeDocument/2006/relationships/image" Target="media/image13.png"/><Relationship Id="rId41" Type="http://schemas.openxmlformats.org/officeDocument/2006/relationships/image" Target="media/image42.png"/><Relationship Id="rId44" Type="http://schemas.openxmlformats.org/officeDocument/2006/relationships/image" Target="media/image29.png"/><Relationship Id="rId43" Type="http://schemas.openxmlformats.org/officeDocument/2006/relationships/image" Target="media/image14.png"/><Relationship Id="rId46" Type="http://schemas.openxmlformats.org/officeDocument/2006/relationships/image" Target="media/image16.png"/><Relationship Id="rId45"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28.png"/><Relationship Id="rId48" Type="http://schemas.openxmlformats.org/officeDocument/2006/relationships/image" Target="media/image39.png"/><Relationship Id="rId47" Type="http://schemas.openxmlformats.org/officeDocument/2006/relationships/image" Target="media/image30.png"/><Relationship Id="rId49" Type="http://schemas.openxmlformats.org/officeDocument/2006/relationships/image" Target="media/image3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ocs.google.com/spreadsheets/d/1sM1Kjgy99k2tHBtKP5OXcpQLz7SC5yGr/edit?usp=sharing&amp;ouid=107681937864127182413&amp;rtpof=true&amp;sd=true" TargetMode="External"/><Relationship Id="rId8" Type="http://schemas.openxmlformats.org/officeDocument/2006/relationships/image" Target="media/image31.png"/><Relationship Id="rId31" Type="http://schemas.openxmlformats.org/officeDocument/2006/relationships/image" Target="media/image21.png"/><Relationship Id="rId30" Type="http://schemas.openxmlformats.org/officeDocument/2006/relationships/image" Target="media/image15.png"/><Relationship Id="rId33" Type="http://schemas.openxmlformats.org/officeDocument/2006/relationships/image" Target="media/image17.png"/><Relationship Id="rId32" Type="http://schemas.openxmlformats.org/officeDocument/2006/relationships/image" Target="media/image8.png"/><Relationship Id="rId35" Type="http://schemas.openxmlformats.org/officeDocument/2006/relationships/image" Target="media/image23.png"/><Relationship Id="rId34" Type="http://schemas.openxmlformats.org/officeDocument/2006/relationships/image" Target="media/image12.png"/><Relationship Id="rId37" Type="http://schemas.openxmlformats.org/officeDocument/2006/relationships/image" Target="media/image33.png"/><Relationship Id="rId36" Type="http://schemas.openxmlformats.org/officeDocument/2006/relationships/image" Target="media/image20.png"/><Relationship Id="rId39" Type="http://schemas.openxmlformats.org/officeDocument/2006/relationships/image" Target="media/image3.png"/><Relationship Id="rId38" Type="http://schemas.openxmlformats.org/officeDocument/2006/relationships/image" Target="media/image25.png"/><Relationship Id="rId20" Type="http://schemas.openxmlformats.org/officeDocument/2006/relationships/image" Target="media/image6.png"/><Relationship Id="rId22" Type="http://schemas.openxmlformats.org/officeDocument/2006/relationships/image" Target="media/image32.png"/><Relationship Id="rId21" Type="http://schemas.openxmlformats.org/officeDocument/2006/relationships/image" Target="media/image41.png"/><Relationship Id="rId24" Type="http://schemas.openxmlformats.org/officeDocument/2006/relationships/image" Target="media/image11.png"/><Relationship Id="rId23" Type="http://schemas.openxmlformats.org/officeDocument/2006/relationships/image" Target="media/image35.png"/><Relationship Id="rId26" Type="http://schemas.openxmlformats.org/officeDocument/2006/relationships/image" Target="media/image18.png"/><Relationship Id="rId25" Type="http://schemas.openxmlformats.org/officeDocument/2006/relationships/image" Target="media/image38.png"/><Relationship Id="rId28" Type="http://schemas.openxmlformats.org/officeDocument/2006/relationships/image" Target="media/image22.png"/><Relationship Id="rId27" Type="http://schemas.openxmlformats.org/officeDocument/2006/relationships/image" Target="media/image7.png"/><Relationship Id="rId29" Type="http://schemas.openxmlformats.org/officeDocument/2006/relationships/image" Target="media/image1.png"/><Relationship Id="rId11" Type="http://schemas.openxmlformats.org/officeDocument/2006/relationships/image" Target="media/image19.png"/><Relationship Id="rId10" Type="http://schemas.openxmlformats.org/officeDocument/2006/relationships/image" Target="media/image40.png"/><Relationship Id="rId13" Type="http://schemas.openxmlformats.org/officeDocument/2006/relationships/image" Target="media/image5.png"/><Relationship Id="rId12" Type="http://schemas.openxmlformats.org/officeDocument/2006/relationships/image" Target="media/image34.png"/><Relationship Id="rId15" Type="http://schemas.openxmlformats.org/officeDocument/2006/relationships/image" Target="media/image26.png"/><Relationship Id="rId14" Type="http://schemas.openxmlformats.org/officeDocument/2006/relationships/image" Target="media/image4.png"/><Relationship Id="rId17" Type="http://schemas.openxmlformats.org/officeDocument/2006/relationships/image" Target="media/image24.png"/><Relationship Id="rId16" Type="http://schemas.openxmlformats.org/officeDocument/2006/relationships/image" Target="media/image37.png"/><Relationship Id="rId19" Type="http://schemas.openxmlformats.org/officeDocument/2006/relationships/image" Target="media/image9.png"/><Relationship Id="rId1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